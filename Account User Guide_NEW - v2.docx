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54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sdt>
        <w:sdtPr>
          <w:tag w:val="goog_rdk_1"/>
        </w:sdtPr>
        <w:sdtContent>
          <w:ins w:author="Thieu Tuyen" w:id="0" w:date="2022-11-22T06:35:21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ư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417320" cy="750898"/>
            <wp:effectExtent b="0" l="0" r="0" t="0"/>
            <wp:docPr id="18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750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color="5b9bd5" w:space="6" w:sz="6" w:val="single"/>
          <w:left w:space="0" w:sz="0" w:val="nil"/>
          <w:bottom w:color="5b9bd5" w:space="6" w:sz="6" w:val="single"/>
          <w:right w:space="0" w:sz="0" w:val="nil"/>
          <w:between w:space="0" w:sz="0" w:val="nil"/>
        </w:pBdr>
        <w:shd w:fill="auto" w:val="clear"/>
        <w:spacing w:after="24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5b9bd5"/>
          <w:sz w:val="52"/>
          <w:szCs w:val="5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1"/>
          <w:strike w:val="0"/>
          <w:color w:val="5b9bd5"/>
          <w:sz w:val="52"/>
          <w:szCs w:val="52"/>
          <w:u w:val="none"/>
          <w:shd w:fill="auto" w:val="clear"/>
          <w:vertAlign w:val="baseline"/>
          <w:rtl w:val="0"/>
        </w:rPr>
        <w:t xml:space="preserve">USER GUIDE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67309"/>
                <wp:effectExtent b="0" l="0" r="0" t="0"/>
                <wp:wrapNone/>
                <wp:docPr id="16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069400" y="3501108"/>
                          <a:ext cx="6553200" cy="55778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4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MAY 30, 2020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  <w:t xml:space="preserve">WISEWIRES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1"/>
                                <w:strike w:val="0"/>
                                <w:color w:val="5b9bd5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5b9bd5"/>
                                <w:sz w:val="18"/>
                                <w:vertAlign w:val="baseline"/>
                              </w:rPr>
                              <w:t xml:space="preserve">11th floor, Diamond Flower, 48 Le Van Luong, Thanh Xuan, Ha Noi</w:t>
                            </w:r>
                          </w:p>
                        </w:txbxContent>
                      </wps:txbx>
                      <wps:bodyPr anchorCtr="0" anchor="b" bIns="0" lIns="0" spcFirstLastPara="1" rIns="0" wrap="square" t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align>center</wp:align>
                </wp:positionH>
                <wp:positionV relativeFrom="page">
                  <wp:posOffset>8544878</wp:posOffset>
                </wp:positionV>
                <wp:extent cx="6562725" cy="567309"/>
                <wp:effectExtent b="0" l="0" r="0" t="0"/>
                <wp:wrapNone/>
                <wp:docPr id="16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2725" cy="56730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5b9bd5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758952" cy="478932"/>
            <wp:effectExtent b="0" l="0" r="0" t="0"/>
            <wp:docPr id="18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952" cy="478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20" w:line="240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64" w:lineRule="auto"/>
            <w:ind w:left="20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heading=h.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hyperlink>
          <w:hyperlink w:anchor="_heading=h.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Jira Accenture account (abc@wisewires.com)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64" w:lineRule="auto"/>
            <w:ind w:left="20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hyperlink>
          <w:hyperlink w:anchor="_heading=h.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Samsung Jira account (a.b.c)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660"/>
              <w:tab w:val="right" w:pos="9350"/>
            </w:tabs>
            <w:spacing w:after="100" w:before="0" w:line="264" w:lineRule="auto"/>
            <w:ind w:left="20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hyperlink>
          <w:hyperlink w:anchor="_heading=h.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Team Up (abc@wisewires.com)</w:t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0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Jira Accenture account (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abc@wisewires.com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Check Outlook to find an email from Bermodes, Sandra M. T.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sandra.m.t.bermodes@accenture.com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or Samsung.PMO.Support &lt;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Samsung.PMO.Support@accenture.com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&gt; as below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682471" cy="2433784"/>
            <wp:effectExtent b="0" l="0" r="0" t="0"/>
            <wp:docPr id="18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471" cy="2433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Read your email carefully.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Note that your security code will be expired in the next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2"/>
          <w:szCs w:val="22"/>
          <w:rtl w:val="0"/>
        </w:rPr>
        <w:t xml:space="preserve">24 hour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after the credential email has been sent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. Before logging in, kindly clear cache, restart your browser and log back to the site again.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Please use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2"/>
          <w:szCs w:val="22"/>
          <w:rtl w:val="0"/>
        </w:rPr>
        <w:t xml:space="preserve">Internet Explorer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as your browser.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Enter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https://myid.accenture.com/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 and select Self-Services Password Registration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8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none"/>
          <w:rtl w:val="0"/>
        </w:rPr>
        <w:t xml:space="preserve">Enter Account Password 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8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Input the Security Code from the mail and click Remember this private Device and click Continue. 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You will be redirected to mysignins website, choose I want to use a different authenticator app and click Next. Note: Make sure that you have Google Authenticator App installed in your mobile phone. 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8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Click Next 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Open Google Authenticator App and scan the QR code and click Next.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Note: please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2"/>
          <w:szCs w:val="22"/>
          <w:rtl w:val="0"/>
        </w:rPr>
        <w:t xml:space="preserve">save the QR code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2"/>
          <w:szCs w:val="22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for the using of next time. 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Enter the Code from your Google Authenticator App and click Next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You will then be redirected to Security Info page: 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https://mysignins.microsoft.com/security-info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Click on Add Method and select Phone from the dropdown list.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Enter your mobile number to the field, choose the Text me a code method and click Next. 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Open your phone to take the security code and fill it in the box. 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Completion screen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50565"/>
            <wp:effectExtent b="0" l="0" r="0" t="0"/>
            <wp:docPr id="19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none"/>
          <w:rtl w:val="0"/>
        </w:rPr>
        <w:t xml:space="preserve">Now, you have to change your password, in the same browser, enter one of the below links </w:t>
      </w:r>
      <w:hyperlink r:id="rId2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https://account.activedirectory.windowsazure.com/ChangePassword.aspx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none"/>
          <w:rtl w:val="0"/>
        </w:rPr>
        <w:t xml:space="preserve"> 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563c1"/>
          <w:sz w:val="22"/>
          <w:szCs w:val="22"/>
          <w:u w:val="single"/>
          <w:rtl w:val="0"/>
        </w:rPr>
        <w:t xml:space="preserve">https://directory.accenture.com/ChangePassword/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000000"/>
          <w:sz w:val="22"/>
          <w:szCs w:val="22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u w:val="none"/>
          <w:rtl w:val="0"/>
        </w:rPr>
        <w:t xml:space="preserve">and input Old and New passwords and click Submit.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12465"/>
            <wp:effectExtent b="0" l="0" r="0" t="0"/>
            <wp:docPr id="19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NOTE: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For security purposes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, password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expires after 75 days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, please change the password before deadline.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When page redirects to the Profile page, you have changed your password successfully.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243280" cy="2822744"/>
            <wp:effectExtent b="0" l="0" r="0" t="0"/>
            <wp:docPr id="20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280" cy="2822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Now check your authority on the following page 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Wiki – enter </w:t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https://alm.accenture.com/wiki/display/STK/13.+SME+-+Requirements+-+Localisation+Configurations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Input your user name and password &gt; click on Don’t have a security code &gt; click Send. 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383208" cy="2944086"/>
            <wp:effectExtent b="0" l="0" r="0" t="0"/>
            <wp:docPr id="20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208" cy="2944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Check if this page displays well and you are able to download the files &gt; Pass!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3283585"/>
            <wp:effectExtent b="0" l="0" r="0" t="0"/>
            <wp:docPr id="20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highlight w:val="yellow"/>
          <w:rtl w:val="0"/>
        </w:rPr>
        <w:t xml:space="preserve">Reset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Enter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2"/>
            <w:szCs w:val="22"/>
            <w:u w:val="single"/>
            <w:rtl w:val="0"/>
          </w:rPr>
          <w:t xml:space="preserve">https://myid.accenture.com/</w:t>
        </w:r>
      </w:hyperlink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 &gt; click on Self-Service Password Reset / Unlock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Input your username and type the code 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282577" cy="3156113"/>
            <wp:effectExtent b="0" l="0" r="0" t="0"/>
            <wp:docPr id="20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2577" cy="315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Select I forgot my password and click Next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550183" cy="2932340"/>
            <wp:effectExtent b="0" l="0" r="0" t="0"/>
            <wp:docPr id="17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183" cy="2932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Select Text my mobile phone and input your mobile number and click Text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5943600" cy="5556250"/>
            <wp:effectExtent b="0" l="0" r="0" t="0"/>
            <wp:docPr id="17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Input Verification Code and click Next 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3400257" cy="3324696"/>
            <wp:effectExtent b="0" l="0" r="0" t="0"/>
            <wp:docPr id="17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257" cy="332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Now enter your new password and click Finish 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/>
        <w:drawing>
          <wp:inline distB="0" distT="0" distL="0" distR="0">
            <wp:extent cx="4378127" cy="3235417"/>
            <wp:effectExtent b="0" l="0" r="0" t="0"/>
            <wp:docPr id="17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8127" cy="3235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2"/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Samsung Jira account (a.b.c)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Check Outlook to find an email from </w:t>
      </w:r>
      <w:hyperlink r:id="rId4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eshop.jira@samsung.com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as below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695997" cy="3132672"/>
            <wp:effectExtent b="0" l="0" r="0" t="0"/>
            <wp:docPr id="17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997" cy="313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Download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Google Authenticator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app to your smartphone. Using this app for security purpose.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46667" cy="3243145"/>
            <wp:effectExtent b="0" l="0" r="0" t="0"/>
            <wp:docPr id="17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6667" cy="3243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Open link: </w:t>
      </w:r>
      <w:hyperlink r:id="rId4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https://jira.shop.samsung.com:8443/secure/Dashboard.jspa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User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password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which has received from email in order to login Samsung Jira page. It will display a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BARCODE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for the first time login.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Screenshot a barcode in Samsung Jira page and save it in your laptop in case of forgetting the password, etc. We can use this barcode to login again.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  <w:rtl w:val="0"/>
        </w:rPr>
        <w:t xml:space="preserve">(High important)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Open Authenticator app and choose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Scan barcode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”. Scan a barcode which is displayed in Samsung Jira page.</w:t>
      </w:r>
    </w:p>
    <w:p w:rsidR="00000000" w:rsidDel="00000000" w:rsidP="00000000" w:rsidRDefault="00000000" w:rsidRPr="00000000" w14:paraId="000000A3">
      <w:pPr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0" distT="0" distL="0" distR="0">
            <wp:extent cx="2757383" cy="3260798"/>
            <wp:effectExtent b="0" l="0" r="0" t="0"/>
            <wp:docPr descr="Káº¿t quáº£ hÃ¬nh áº£nh cho google authenticator scan barcode" id="180" name="image1.jpg"/>
            <a:graphic>
              <a:graphicData uri="http://schemas.openxmlformats.org/drawingml/2006/picture">
                <pic:pic>
                  <pic:nvPicPr>
                    <pic:cNvPr descr="Káº¿t quáº£ hÃ¬nh áº£nh cho google authenticator scan barcode" id="0" name="image1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383" cy="3260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After scanning barcode is successfully, app will show as below:</w:t>
      </w:r>
    </w:p>
    <w:p w:rsidR="00000000" w:rsidDel="00000000" w:rsidP="00000000" w:rsidRDefault="00000000" w:rsidRPr="00000000" w14:paraId="000000A6">
      <w:pPr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</w:rPr>
        <w:drawing>
          <wp:inline distB="0" distT="0" distL="0" distR="0">
            <wp:extent cx="3003219" cy="2954271"/>
            <wp:effectExtent b="0" l="0" r="0" t="0"/>
            <wp:docPr descr="Káº¿t quáº£ hÃ¬nh áº£nh cho google authenticator scan barcode" id="181" name="image5.png"/>
            <a:graphic>
              <a:graphicData uri="http://schemas.openxmlformats.org/drawingml/2006/picture">
                <pic:pic>
                  <pic:nvPicPr>
                    <pic:cNvPr descr="Káº¿t quáº£ hÃ¬nh áº£nh cho google authenticator scan barcode"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3219" cy="2954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144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After logging in successfully, click on Account icon and choose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Profile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 to change password.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34145" cy="1562951"/>
            <wp:effectExtent b="0" l="0" r="0" t="0"/>
            <wp:docPr id="18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4145" cy="1562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010746" cy="3318548"/>
            <wp:effectExtent b="0" l="0" r="0" t="0"/>
            <wp:docPr id="18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746" cy="3318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1440" w:firstLine="0"/>
        <w:rPr>
          <w:rFonts w:ascii="Times New Roman" w:cs="Times New Roman" w:eastAsia="Times New Roman" w:hAnsi="Times New Roman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NOTE: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For security purposes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, password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expires after 75 days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2"/>
          <w:szCs w:val="22"/>
          <w:rtl w:val="0"/>
        </w:rPr>
        <w:t xml:space="preserve">, please change the password before deadline.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2"/>
        <w:numPr>
          <w:ilvl w:val="0"/>
          <w:numId w:val="2"/>
        </w:numPr>
        <w:ind w:left="108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Team Up (</w:t>
      </w:r>
      <w:hyperlink r:id="rId4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0563c1"/>
            <w:sz w:val="24"/>
            <w:szCs w:val="24"/>
            <w:u w:val="single"/>
            <w:rtl w:val="0"/>
          </w:rPr>
          <w:t xml:space="preserve">abc@wisewires.com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Download Teamup official at </w:t>
      </w:r>
      <w:hyperlink r:id="rId49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https://tmup.com/main/download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and install 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29089" cy="2381525"/>
            <wp:effectExtent b="0" l="0" r="0" t="0"/>
            <wp:docPr id="16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089" cy="238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 TeamUP homepage </w:t>
      </w:r>
      <w:hyperlink r:id="rId51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https://tmup.com/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, click on Signup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972983" cy="2455411"/>
            <wp:effectExtent b="0" l="0" r="0" t="0"/>
            <wp:docPr descr="C:\Users\s2xsu\AppData\Local\Temp\SNAGHTMLfe0ef98.PNG" id="166" name="image14.png"/>
            <a:graphic>
              <a:graphicData uri="http://schemas.openxmlformats.org/drawingml/2006/picture">
                <pic:pic>
                  <pic:nvPicPr>
                    <pic:cNvPr descr="C:\Users\s2xsu\AppData\Local\Temp\SNAGHTMLfe0ef98.PNG" id="0" name="image1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983" cy="2455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Enter your WISEWIRES email</w:t>
      </w:r>
    </w:p>
    <w:p w:rsidR="00000000" w:rsidDel="00000000" w:rsidP="00000000" w:rsidRDefault="00000000" w:rsidRPr="00000000" w14:paraId="000000CC">
      <w:pPr>
        <w:ind w:left="108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809745" cy="2371986"/>
            <wp:effectExtent b="0" l="0" r="0" t="0"/>
            <wp:docPr id="16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9745" cy="2371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Check an email which has just been sent in Outlook -&gt;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Sign up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 button.</w:t>
      </w:r>
    </w:p>
    <w:p w:rsidR="00000000" w:rsidDel="00000000" w:rsidP="00000000" w:rsidRDefault="00000000" w:rsidRPr="00000000" w14:paraId="000000D3">
      <w:pPr>
        <w:ind w:left="1080" w:firstLine="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943431" cy="3374842"/>
            <wp:effectExtent b="0" l="0" r="0" t="0"/>
            <wp:docPr id="16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31" cy="3374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Input all required fields, then accept Terms and Conditions and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Register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4954704" cy="2356131"/>
            <wp:effectExtent b="0" l="0" r="0" t="0"/>
            <wp:docPr id="16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4704" cy="2356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Display a page to announce that you registered an account successfully.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898680" cy="1913940"/>
            <wp:effectExtent b="0" l="0" r="0" t="0"/>
            <wp:docPr id="17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680" cy="1913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7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Login Team Up again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4249" cy="3261374"/>
            <wp:effectExtent b="0" l="0" r="0" t="0"/>
            <wp:docPr id="17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4249" cy="3261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There is nothing to do with this screen, just quit the app and wait for the notification from the Instructors.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727669" cy="3665749"/>
            <wp:effectExtent b="0" l="0" r="0" t="0"/>
            <wp:docPr id="17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7669" cy="3665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Step 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Once the Instructors notice, check your Outlook from </w:t>
      </w:r>
      <w:hyperlink r:id="rId5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noreply@tmup.com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and click on “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Accept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” button as image below and you are in! 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64" w:lineRule="auto"/>
        <w:ind w:left="144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335288" cy="4995308"/>
            <wp:effectExtent b="0" l="0" r="0" t="0"/>
            <wp:docPr id="17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5288" cy="49953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sectPr>
      <w:footerReference r:id="rId61" w:type="default"/>
      <w:pgSz w:h="15840" w:w="12240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1"/>
        <w:strike w:val="0"/>
        <w:color w:val="5b9bd5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1"/>
        <w:strike w:val="0"/>
        <w:color w:val="5b9bd5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en-US"/>
      </w:rPr>
    </w:rPrDefault>
    <w:pPrDefault>
      <w:pPr>
        <w:spacing w:after="120" w:line="264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320" w:lin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80" w:line="240" w:lineRule="auto"/>
    </w:pPr>
    <w:rPr>
      <w:rFonts w:ascii="Calibri" w:cs="Calibri" w:eastAsia="Calibri" w:hAnsi="Calibri"/>
      <w:color w:val="40404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44546a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44546a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44546a"/>
      <w:sz w:val="21"/>
      <w:szCs w:val="21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5b9bd5"/>
      <w:sz w:val="56"/>
      <w:szCs w:val="56"/>
    </w:rPr>
  </w:style>
  <w:style w:type="paragraph" w:styleId="Normal" w:default="1">
    <w:name w:val="Normal"/>
    <w:qFormat w:val="1"/>
    <w:rsid w:val="00F904E0"/>
  </w:style>
  <w:style w:type="paragraph" w:styleId="Heading1">
    <w:name w:val="heading 1"/>
    <w:basedOn w:val="Normal"/>
    <w:next w:val="Normal"/>
    <w:link w:val="Heading1Char"/>
    <w:uiPriority w:val="9"/>
    <w:qFormat w:val="1"/>
    <w:rsid w:val="00F904E0"/>
    <w:pPr>
      <w:keepNext w:val="1"/>
      <w:keepLines w:val="1"/>
      <w:spacing w:after="0" w:before="320" w:line="240" w:lineRule="auto"/>
      <w:outlineLvl w:val="0"/>
    </w:pPr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904E0"/>
    <w:pPr>
      <w:keepNext w:val="1"/>
      <w:keepLines w:val="1"/>
      <w:spacing w:after="0" w:before="80" w:line="240" w:lineRule="auto"/>
      <w:outlineLvl w:val="1"/>
    </w:pPr>
    <w:rPr>
      <w:rFonts w:asciiTheme="majorHAnsi" w:cstheme="majorBidi" w:eastAsiaTheme="majorEastAsia" w:hAnsiTheme="majorHAnsi"/>
      <w:color w:val="404040" w:themeColor="text1" w:themeTint="0000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 w:val="1"/>
    <w:unhideWhenUsed w:val="1"/>
    <w:qFormat w:val="1"/>
    <w:rsid w:val="00F904E0"/>
    <w:pPr>
      <w:keepNext w:val="1"/>
      <w:keepLines w:val="1"/>
      <w:spacing w:after="0" w:before="40" w:line="240" w:lineRule="auto"/>
      <w:outlineLvl w:val="2"/>
    </w:pPr>
    <w:rPr>
      <w:rFonts w:asciiTheme="majorHAnsi" w:cstheme="majorBidi" w:eastAsiaTheme="majorEastAsia" w:hAnsiTheme="majorHAns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3"/>
    </w:pPr>
    <w:rPr>
      <w:rFonts w:asciiTheme="majorHAnsi" w:cstheme="majorBidi" w:eastAsiaTheme="majorEastAsia" w:hAnsiTheme="majorHAns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4"/>
    </w:pPr>
    <w:rPr>
      <w:rFonts w:asciiTheme="majorHAnsi" w:cstheme="majorBidi" w:eastAsiaTheme="majorEastAsia" w:hAnsiTheme="majorHAns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5"/>
    </w:pPr>
    <w:rPr>
      <w:rFonts w:asciiTheme="majorHAnsi" w:cstheme="majorBidi" w:eastAsiaTheme="majorEastAsia" w:hAnsiTheme="majorHAnsi"/>
      <w:i w:val="1"/>
      <w:iCs w:val="1"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6"/>
    </w:pPr>
    <w:rPr>
      <w:rFonts w:asciiTheme="majorHAnsi" w:cstheme="majorBidi" w:eastAsiaTheme="majorEastAsia" w:hAnsiTheme="majorHAnsi"/>
      <w:i w:val="1"/>
      <w:iCs w:val="1"/>
      <w:color w:val="1f4e79" w:themeColor="accent1" w:themeShade="0000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7"/>
    </w:pPr>
    <w:rPr>
      <w:rFonts w:asciiTheme="majorHAnsi" w:cstheme="majorBidi" w:eastAsiaTheme="majorEastAsia" w:hAnsiTheme="majorHAnsi"/>
      <w:b w:val="1"/>
      <w:bCs w:val="1"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904E0"/>
    <w:pPr>
      <w:keepNext w:val="1"/>
      <w:keepLines w:val="1"/>
      <w:spacing w:after="0" w:before="40"/>
      <w:outlineLvl w:val="8"/>
    </w:pPr>
    <w:rPr>
      <w:rFonts w:asciiTheme="majorHAnsi" w:cstheme="majorBidi" w:eastAsiaTheme="majorEastAsia" w:hAnsiTheme="majorHAnsi"/>
      <w:b w:val="1"/>
      <w:bCs w:val="1"/>
      <w:i w:val="1"/>
      <w:iCs w:val="1"/>
      <w:color w:val="44546a" w:themeColor="text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link w:val="NoSpacingChar"/>
    <w:uiPriority w:val="1"/>
    <w:qFormat w:val="1"/>
    <w:rsid w:val="00F904E0"/>
    <w:pPr>
      <w:spacing w:after="0" w:line="240" w:lineRule="auto"/>
    </w:pPr>
  </w:style>
  <w:style w:type="character" w:styleId="NoSpacingChar" w:customStyle="1">
    <w:name w:val="No Spacing Char"/>
    <w:basedOn w:val="DefaultParagraphFont"/>
    <w:link w:val="NoSpacing"/>
    <w:uiPriority w:val="1"/>
    <w:rsid w:val="00524491"/>
  </w:style>
  <w:style w:type="paragraph" w:styleId="Header">
    <w:name w:val="header"/>
    <w:basedOn w:val="Normal"/>
    <w:link w:val="HeaderChar"/>
    <w:uiPriority w:val="99"/>
    <w:unhideWhenUsed w:val="1"/>
    <w:rsid w:val="00524491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24491"/>
  </w:style>
  <w:style w:type="paragraph" w:styleId="Footer">
    <w:name w:val="footer"/>
    <w:basedOn w:val="Normal"/>
    <w:link w:val="FooterChar"/>
    <w:uiPriority w:val="99"/>
    <w:unhideWhenUsed w:val="1"/>
    <w:rsid w:val="00524491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24491"/>
  </w:style>
  <w:style w:type="character" w:styleId="Heading1Char" w:customStyle="1">
    <w:name w:val="Heading 1 Char"/>
    <w:basedOn w:val="DefaultParagraphFont"/>
    <w:link w:val="Heading1"/>
    <w:uiPriority w:val="9"/>
    <w:rsid w:val="00F904E0"/>
    <w:rPr>
      <w:rFonts w:asciiTheme="majorHAnsi" w:cstheme="majorBidi" w:eastAsiaTheme="majorEastAsia" w:hAnsiTheme="majorHAnsi"/>
      <w:color w:val="2e74b5" w:themeColor="accent1" w:themeShade="0000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 w:val="1"/>
    <w:qFormat w:val="1"/>
    <w:rsid w:val="00F904E0"/>
    <w:pPr>
      <w:outlineLvl w:val="9"/>
    </w:pPr>
  </w:style>
  <w:style w:type="paragraph" w:styleId="ListParagraph">
    <w:name w:val="List Paragraph"/>
    <w:basedOn w:val="Normal"/>
    <w:uiPriority w:val="34"/>
    <w:qFormat w:val="1"/>
    <w:rsid w:val="00524491"/>
    <w:pPr>
      <w:ind w:left="720"/>
      <w:contextualSpacing w:val="1"/>
    </w:pPr>
  </w:style>
  <w:style w:type="table" w:styleId="TableGrid">
    <w:name w:val="Table Grid"/>
    <w:basedOn w:val="TableNormal"/>
    <w:uiPriority w:val="39"/>
    <w:rsid w:val="005E61D2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yperlink">
    <w:name w:val="Hyperlink"/>
    <w:basedOn w:val="DefaultParagraphFont"/>
    <w:uiPriority w:val="99"/>
    <w:unhideWhenUsed w:val="1"/>
    <w:rsid w:val="009F54DA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 w:val="1"/>
    <w:unhideWhenUsed w:val="1"/>
    <w:rsid w:val="00910C18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 w:val="1"/>
    <w:unhideWhenUsed w:val="1"/>
    <w:rsid w:val="00E07E4F"/>
    <w:rPr>
      <w:color w:val="954f72" w:themeColor="followedHyperlink"/>
      <w:u w:val="single"/>
    </w:rPr>
  </w:style>
  <w:style w:type="character" w:styleId="Heading2Char" w:customStyle="1">
    <w:name w:val="Heading 2 Char"/>
    <w:basedOn w:val="DefaultParagraphFont"/>
    <w:link w:val="Heading2"/>
    <w:uiPriority w:val="9"/>
    <w:rsid w:val="00F904E0"/>
    <w:rPr>
      <w:rFonts w:asciiTheme="majorHAnsi" w:cstheme="majorBidi" w:eastAsiaTheme="majorEastAsia" w:hAnsiTheme="majorHAnsi"/>
      <w:color w:val="404040" w:themeColor="text1" w:themeTint="0000BF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F904E0"/>
    <w:rPr>
      <w:rFonts w:asciiTheme="majorHAnsi" w:cstheme="majorBidi" w:eastAsiaTheme="majorEastAsia" w:hAnsiTheme="majorHAnsi"/>
      <w:color w:val="44546a" w:themeColor="text2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904E0"/>
    <w:rPr>
      <w:rFonts w:asciiTheme="majorHAnsi" w:cstheme="majorBidi" w:eastAsiaTheme="majorEastAsia" w:hAnsiTheme="majorHAnsi"/>
      <w:sz w:val="22"/>
      <w:szCs w:val="22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904E0"/>
    <w:rPr>
      <w:rFonts w:asciiTheme="majorHAnsi" w:cstheme="majorBidi" w:eastAsiaTheme="majorEastAsia" w:hAnsiTheme="majorHAnsi"/>
      <w:color w:val="44546a" w:themeColor="text2"/>
      <w:sz w:val="22"/>
      <w:szCs w:val="22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904E0"/>
    <w:rPr>
      <w:rFonts w:asciiTheme="majorHAnsi" w:cstheme="majorBidi" w:eastAsiaTheme="majorEastAsia" w:hAnsiTheme="majorHAnsi"/>
      <w:i w:val="1"/>
      <w:iCs w:val="1"/>
      <w:color w:val="44546a" w:themeColor="text2"/>
      <w:sz w:val="21"/>
      <w:szCs w:val="21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904E0"/>
    <w:rPr>
      <w:rFonts w:asciiTheme="majorHAnsi" w:cstheme="majorBidi" w:eastAsiaTheme="majorEastAsia" w:hAnsiTheme="majorHAnsi"/>
      <w:i w:val="1"/>
      <w:iCs w:val="1"/>
      <w:color w:val="1f4e79" w:themeColor="accent1" w:themeShade="000080"/>
      <w:sz w:val="21"/>
      <w:szCs w:val="21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904E0"/>
    <w:rPr>
      <w:rFonts w:asciiTheme="majorHAnsi" w:cstheme="majorBidi" w:eastAsiaTheme="majorEastAsia" w:hAnsiTheme="majorHAnsi"/>
      <w:b w:val="1"/>
      <w:bCs w:val="1"/>
      <w:color w:val="44546a" w:themeColor="text2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904E0"/>
    <w:rPr>
      <w:rFonts w:asciiTheme="majorHAnsi" w:cstheme="majorBidi" w:eastAsiaTheme="majorEastAsia" w:hAnsiTheme="majorHAnsi"/>
      <w:b w:val="1"/>
      <w:bCs w:val="1"/>
      <w:i w:val="1"/>
      <w:iCs w:val="1"/>
      <w:color w:val="44546a" w:themeColor="text2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904E0"/>
    <w:pPr>
      <w:spacing w:line="240" w:lineRule="auto"/>
    </w:pPr>
    <w:rPr>
      <w:b w:val="1"/>
      <w:bCs w:val="1"/>
      <w:smallCaps w:val="1"/>
      <w:color w:val="595959" w:themeColor="text1" w:themeTint="0000A6"/>
      <w:spacing w:val="6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904E0"/>
    <w:pPr>
      <w:spacing w:after="0" w:line="240" w:lineRule="auto"/>
      <w:contextualSpacing w:val="1"/>
    </w:pPr>
    <w:rPr>
      <w:rFonts w:asciiTheme="majorHAnsi" w:cstheme="majorBidi" w:eastAsiaTheme="majorEastAsia" w:hAnsiTheme="majorHAnsi"/>
      <w:color w:val="5b9bd5" w:themeColor="accent1"/>
      <w:spacing w:val="-10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F904E0"/>
    <w:rPr>
      <w:rFonts w:asciiTheme="majorHAnsi" w:cstheme="majorBidi" w:eastAsiaTheme="majorEastAsia" w:hAnsiTheme="majorHAns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904E0"/>
    <w:pPr>
      <w:numPr>
        <w:ilvl w:val="1"/>
      </w:numPr>
      <w:spacing w:line="240" w:lineRule="auto"/>
    </w:pPr>
    <w:rPr>
      <w:rFonts w:asciiTheme="majorHAnsi" w:cstheme="majorBidi" w:eastAsiaTheme="majorEastAsia" w:hAnsiTheme="majorHAnsi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904E0"/>
    <w:rPr>
      <w:rFonts w:asciiTheme="majorHAnsi" w:cstheme="majorBid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 w:val="1"/>
    <w:rsid w:val="00F904E0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904E0"/>
    <w:rPr>
      <w:i w:val="1"/>
      <w:iCs w:val="1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904E0"/>
    <w:pPr>
      <w:spacing w:before="160"/>
      <w:ind w:left="720" w:right="720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F904E0"/>
    <w:rPr>
      <w:i w:val="1"/>
      <w:iCs w:val="1"/>
      <w:color w:val="404040" w:themeColor="text1" w:themeTint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904E0"/>
    <w:pPr>
      <w:pBdr>
        <w:left w:color="5b9bd5" w:space="12" w:sz="18" w:themeColor="accent1" w:val="single"/>
      </w:pBdr>
      <w:spacing w:before="100" w:beforeAutospacing="1" w:line="300" w:lineRule="auto"/>
      <w:ind w:left="1224" w:right="1224"/>
    </w:pPr>
    <w:rPr>
      <w:rFonts w:asciiTheme="majorHAnsi" w:cstheme="majorBidi" w:eastAsiaTheme="majorEastAsia" w:hAnsiTheme="majorHAnsi"/>
      <w:color w:val="5b9bd5" w:themeColor="accent1"/>
      <w:sz w:val="28"/>
      <w:szCs w:val="28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904E0"/>
    <w:rPr>
      <w:rFonts w:asciiTheme="majorHAnsi" w:cstheme="majorBidi" w:eastAsiaTheme="majorEastAsia" w:hAnsiTheme="majorHAns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 w:val="1"/>
    <w:rsid w:val="00F904E0"/>
    <w:rPr>
      <w:i w:val="1"/>
      <w:iCs w:val="1"/>
      <w:color w:val="404040" w:themeColor="text1" w:themeTint="0000BF"/>
    </w:rPr>
  </w:style>
  <w:style w:type="character" w:styleId="IntenseEmphasis">
    <w:name w:val="Intense Emphasis"/>
    <w:basedOn w:val="DefaultParagraphFont"/>
    <w:uiPriority w:val="21"/>
    <w:qFormat w:val="1"/>
    <w:rsid w:val="00F904E0"/>
    <w:rPr>
      <w:b w:val="1"/>
      <w:bCs w:val="1"/>
      <w:i w:val="1"/>
      <w:iCs w:val="1"/>
    </w:rPr>
  </w:style>
  <w:style w:type="character" w:styleId="SubtleReference">
    <w:name w:val="Subtle Reference"/>
    <w:basedOn w:val="DefaultParagraphFont"/>
    <w:uiPriority w:val="31"/>
    <w:qFormat w:val="1"/>
    <w:rsid w:val="00F904E0"/>
    <w:rPr>
      <w:smallCaps w:val="1"/>
      <w:color w:val="404040" w:themeColor="text1" w:themeTint="0000BF"/>
      <w:u w:color="7f7f7f" w:themeColor="text1" w:themeTint="000080" w:val="single"/>
    </w:rPr>
  </w:style>
  <w:style w:type="character" w:styleId="IntenseReference">
    <w:name w:val="Intense Reference"/>
    <w:basedOn w:val="DefaultParagraphFont"/>
    <w:uiPriority w:val="32"/>
    <w:qFormat w:val="1"/>
    <w:rsid w:val="00F904E0"/>
    <w:rPr>
      <w:b w:val="1"/>
      <w:bCs w:val="1"/>
      <w:smallCaps w:val="1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904E0"/>
    <w:rPr>
      <w:b w:val="1"/>
      <w:bCs w:val="1"/>
      <w:smallCaps w:val="1"/>
    </w:rPr>
  </w:style>
  <w:style w:type="paragraph" w:styleId="TOC1">
    <w:name w:val="toc 1"/>
    <w:basedOn w:val="Normal"/>
    <w:next w:val="Normal"/>
    <w:autoRedefine w:val="1"/>
    <w:uiPriority w:val="39"/>
    <w:unhideWhenUsed w:val="1"/>
    <w:rsid w:val="00F904E0"/>
    <w:pPr>
      <w:spacing w:after="100"/>
    </w:pPr>
  </w:style>
  <w:style w:type="paragraph" w:styleId="TOC2">
    <w:name w:val="toc 2"/>
    <w:basedOn w:val="Normal"/>
    <w:next w:val="Normal"/>
    <w:autoRedefine w:val="1"/>
    <w:uiPriority w:val="39"/>
    <w:unhideWhenUsed w:val="1"/>
    <w:rsid w:val="00F904E0"/>
    <w:pPr>
      <w:spacing w:after="100"/>
      <w:ind w:left="200"/>
    </w:p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mailto:eshop.jira@samsung.com" TargetMode="External"/><Relationship Id="rId42" Type="http://schemas.openxmlformats.org/officeDocument/2006/relationships/image" Target="media/image3.png"/><Relationship Id="rId41" Type="http://schemas.openxmlformats.org/officeDocument/2006/relationships/image" Target="media/image12.png"/><Relationship Id="rId44" Type="http://schemas.openxmlformats.org/officeDocument/2006/relationships/image" Target="media/image1.jpg"/><Relationship Id="rId43" Type="http://schemas.openxmlformats.org/officeDocument/2006/relationships/hyperlink" Target="https://jira.shop.samsung.com:8443/secure/Dashboard.jspa" TargetMode="External"/><Relationship Id="rId46" Type="http://schemas.openxmlformats.org/officeDocument/2006/relationships/image" Target="media/image20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hyperlink" Target="mailto:abc@wisewires.com" TargetMode="External"/><Relationship Id="rId47" Type="http://schemas.openxmlformats.org/officeDocument/2006/relationships/image" Target="media/image6.png"/><Relationship Id="rId49" Type="http://schemas.openxmlformats.org/officeDocument/2006/relationships/hyperlink" Target="https://tmup.com/main/download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9.png"/><Relationship Id="rId8" Type="http://schemas.openxmlformats.org/officeDocument/2006/relationships/image" Target="media/image4.png"/><Relationship Id="rId31" Type="http://schemas.openxmlformats.org/officeDocument/2006/relationships/hyperlink" Target="https://alm.accenture.com/wiki/display/STK/13.+SME+-+Requirements+-+Localisation+Configurations" TargetMode="External"/><Relationship Id="rId30" Type="http://schemas.openxmlformats.org/officeDocument/2006/relationships/image" Target="media/image36.png"/><Relationship Id="rId33" Type="http://schemas.openxmlformats.org/officeDocument/2006/relationships/image" Target="media/image31.png"/><Relationship Id="rId32" Type="http://schemas.openxmlformats.org/officeDocument/2006/relationships/image" Target="media/image40.png"/><Relationship Id="rId35" Type="http://schemas.openxmlformats.org/officeDocument/2006/relationships/image" Target="media/image35.png"/><Relationship Id="rId34" Type="http://schemas.openxmlformats.org/officeDocument/2006/relationships/hyperlink" Target="https://myid.accenture.com/" TargetMode="External"/><Relationship Id="rId37" Type="http://schemas.openxmlformats.org/officeDocument/2006/relationships/image" Target="media/image2.png"/><Relationship Id="rId36" Type="http://schemas.openxmlformats.org/officeDocument/2006/relationships/image" Target="media/image9.png"/><Relationship Id="rId39" Type="http://schemas.openxmlformats.org/officeDocument/2006/relationships/image" Target="media/image11.png"/><Relationship Id="rId38" Type="http://schemas.openxmlformats.org/officeDocument/2006/relationships/image" Target="media/image17.png"/><Relationship Id="rId61" Type="http://schemas.openxmlformats.org/officeDocument/2006/relationships/footer" Target="footer1.xml"/><Relationship Id="rId20" Type="http://schemas.openxmlformats.org/officeDocument/2006/relationships/image" Target="media/image39.png"/><Relationship Id="rId22" Type="http://schemas.openxmlformats.org/officeDocument/2006/relationships/image" Target="media/image34.png"/><Relationship Id="rId21" Type="http://schemas.openxmlformats.org/officeDocument/2006/relationships/image" Target="media/image23.png"/><Relationship Id="rId24" Type="http://schemas.openxmlformats.org/officeDocument/2006/relationships/image" Target="media/image38.png"/><Relationship Id="rId23" Type="http://schemas.openxmlformats.org/officeDocument/2006/relationships/hyperlink" Target="https://mysignins.microsoft.com/security-info" TargetMode="External"/><Relationship Id="rId60" Type="http://schemas.openxmlformats.org/officeDocument/2006/relationships/image" Target="media/image16.png"/><Relationship Id="rId26" Type="http://schemas.openxmlformats.org/officeDocument/2006/relationships/image" Target="media/image28.png"/><Relationship Id="rId25" Type="http://schemas.openxmlformats.org/officeDocument/2006/relationships/image" Target="media/image37.png"/><Relationship Id="rId28" Type="http://schemas.openxmlformats.org/officeDocument/2006/relationships/hyperlink" Target="https://account.activedirectory.windowsazure.com/ChangePassword.aspx" TargetMode="External"/><Relationship Id="rId27" Type="http://schemas.openxmlformats.org/officeDocument/2006/relationships/image" Target="media/image33.png"/><Relationship Id="rId29" Type="http://schemas.openxmlformats.org/officeDocument/2006/relationships/image" Target="media/image25.png"/><Relationship Id="rId51" Type="http://schemas.openxmlformats.org/officeDocument/2006/relationships/hyperlink" Target="https://tmup.com/" TargetMode="External"/><Relationship Id="rId50" Type="http://schemas.openxmlformats.org/officeDocument/2006/relationships/image" Target="media/image8.png"/><Relationship Id="rId53" Type="http://schemas.openxmlformats.org/officeDocument/2006/relationships/image" Target="media/image21.png"/><Relationship Id="rId52" Type="http://schemas.openxmlformats.org/officeDocument/2006/relationships/image" Target="media/image14.png"/><Relationship Id="rId11" Type="http://schemas.openxmlformats.org/officeDocument/2006/relationships/hyperlink" Target="mailto:sandra.m.t.bermodes@accenture.com" TargetMode="External"/><Relationship Id="rId55" Type="http://schemas.openxmlformats.org/officeDocument/2006/relationships/image" Target="media/image13.png"/><Relationship Id="rId10" Type="http://schemas.openxmlformats.org/officeDocument/2006/relationships/hyperlink" Target="mailto:abc@wisewires.com" TargetMode="External"/><Relationship Id="rId54" Type="http://schemas.openxmlformats.org/officeDocument/2006/relationships/image" Target="media/image7.png"/><Relationship Id="rId13" Type="http://schemas.openxmlformats.org/officeDocument/2006/relationships/image" Target="media/image22.png"/><Relationship Id="rId57" Type="http://schemas.openxmlformats.org/officeDocument/2006/relationships/image" Target="media/image18.png"/><Relationship Id="rId12" Type="http://schemas.openxmlformats.org/officeDocument/2006/relationships/hyperlink" Target="mailto:Samsung.PMO.Support@accenture.com" TargetMode="External"/><Relationship Id="rId56" Type="http://schemas.openxmlformats.org/officeDocument/2006/relationships/image" Target="media/image15.png"/><Relationship Id="rId15" Type="http://schemas.openxmlformats.org/officeDocument/2006/relationships/image" Target="media/image24.png"/><Relationship Id="rId59" Type="http://schemas.openxmlformats.org/officeDocument/2006/relationships/hyperlink" Target="mailto:noreply@tmup.com" TargetMode="External"/><Relationship Id="rId14" Type="http://schemas.openxmlformats.org/officeDocument/2006/relationships/hyperlink" Target="https://myid.accenture.com/" TargetMode="External"/><Relationship Id="rId58" Type="http://schemas.openxmlformats.org/officeDocument/2006/relationships/image" Target="media/image10.png"/><Relationship Id="rId17" Type="http://schemas.openxmlformats.org/officeDocument/2006/relationships/image" Target="media/image27.png"/><Relationship Id="rId16" Type="http://schemas.openxmlformats.org/officeDocument/2006/relationships/image" Target="media/image30.png"/><Relationship Id="rId19" Type="http://schemas.openxmlformats.org/officeDocument/2006/relationships/image" Target="media/image32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7hcAoMoqv+ZASM40xJ08HjmO5hQ==">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2019-01-03T03:11:00Z</dcterms:created>
  <dc:creator>Admin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_SA">
    <vt:lpwstr>C:\Users\Admin\Desktop\For new member\Account User Guide.docx</vt:lpwstr>
  </property>
</Properties>
</file>